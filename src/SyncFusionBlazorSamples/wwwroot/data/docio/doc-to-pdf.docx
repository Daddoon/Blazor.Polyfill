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3FEB4DB7" w14:textId="650A836A" w:rsidR="001A4E73" w:rsidRDefault="001A4E73" w:rsidP="0004698E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5680" behindDoc="0" locked="1" layoutInCell="1" allowOverlap="1" wp14:anchorId="2531F21B" wp14:editId="0821B461">
            <wp:simplePos x="0" y="0"/>
            <wp:positionH relativeFrom="column">
              <wp:posOffset>4705350</wp:posOffset>
            </wp:positionH>
            <wp:positionV relativeFrom="margin">
              <wp:posOffset>2457450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commentRangeEnd w:id="0"/>
      <w:r w:rsidR="006D04DC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321D17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amet dignissim mauris vehicula.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09471198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>Vestibulum duis</w:t>
      </w:r>
      <w:ins w:id="5" w:author="Ramaraj Marimuthu [2]" w:date="2020-12-02T11:25:00Z">
        <w:r w:rsidR="007228A6">
          <w:rPr>
            <w:color w:val="000000"/>
            <w:sz w:val="24"/>
            <w:szCs w:val="24"/>
            <w:lang w:val="de-DE" w:eastAsia="en-IN"/>
          </w:rPr>
          <w:t xml:space="preserve"> </w:t>
        </w:r>
        <w:r w:rsidR="007228A6" w:rsidRPr="007228A6">
          <w:rPr>
            <w:color w:val="000000"/>
            <w:sz w:val="24"/>
            <w:szCs w:val="24"/>
            <w:lang w:val="de-DE" w:eastAsia="en-IN"/>
          </w:rPr>
          <w:t>lacus amet amet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 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1" layoutInCell="1" allowOverlap="1" wp14:anchorId="1011940E" wp14:editId="0D699403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commentRangeEnd w:id="6"/>
      <w:proofErr w:type="spellEnd"/>
      <w:r w:rsidR="006D04DC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r w:rsidRPr="00337F02">
        <w:rPr>
          <w:color w:val="000000"/>
          <w:sz w:val="24"/>
          <w:szCs w:val="24"/>
          <w:lang w:val="en-IN" w:eastAsia="en-IN"/>
          <w:rPrChange w:id="7" w:author="Suriya Balamurugan" w:date="2021-02-23T15:00:00Z">
            <w:rPr>
              <w:color w:val="000000"/>
              <w:sz w:val="24"/>
              <w:szCs w:val="24"/>
              <w:lang w:val="es-MX" w:eastAsia="en-IN"/>
            </w:rPr>
          </w:rPrChange>
        </w:rPr>
        <w:t xml:space="preserve">Volutpat a lectus, lorem pulvinar quis. </w:t>
      </w:r>
      <w:r w:rsidRPr="00DB4056">
        <w:rPr>
          <w:color w:val="000000"/>
          <w:sz w:val="24"/>
          <w:szCs w:val="24"/>
          <w:lang w:val="en-IN" w:eastAsia="en-IN"/>
        </w:rPr>
        <w:t>Lobortis vehicula in imperdiet orci urna.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337F02">
        <w:rPr>
          <w:color w:val="000000"/>
          <w:lang w:val="en-IN" w:eastAsia="en-IN"/>
          <w:rPrChange w:id="8" w:author="Suriya Balamurugan" w:date="2021-02-23T15:00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337F02">
        <w:rPr>
          <w:color w:val="000000"/>
          <w:lang w:val="en-IN" w:eastAsia="en-IN"/>
          <w:rPrChange w:id="9" w:author="Suriya Balamurugan" w:date="2021-02-23T15:00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337F02">
        <w:rPr>
          <w:color w:val="000000"/>
          <w:lang w:val="en-IN" w:eastAsia="en-IN"/>
          <w:rPrChange w:id="10" w:author="Suriya Balamurugan" w:date="2021-02-23T15:00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337F02">
        <w:rPr>
          <w:color w:val="000000"/>
          <w:lang w:val="en-IN" w:eastAsia="en-IN"/>
          <w:rPrChange w:id="11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2" w:author="Suriya Balamurugan" w:date="2021-02-23T15:00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337F02">
        <w:rPr>
          <w:color w:val="000000"/>
          <w:lang w:val="en-IN" w:eastAsia="en-IN"/>
          <w:rPrChange w:id="13" w:author="Suriya Balamurugan" w:date="2021-02-23T15:00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337F02">
        <w:rPr>
          <w:color w:val="000000"/>
          <w:lang w:val="en-IN" w:eastAsia="en-IN"/>
          <w:rPrChange w:id="14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5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6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7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8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9" w:author="Suriya Balamurugan" w:date="2021-02-23T15:00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337F02">
        <w:rPr>
          <w:color w:val="000000"/>
          <w:lang w:val="en-IN" w:eastAsia="en-IN"/>
          <w:rPrChange w:id="20" w:author="Suriya Balamurugan" w:date="2021-02-23T15:00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43CA92A" w14:textId="77777777" w:rsidR="002A0BBC" w:rsidRPr="00DB4056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facilisis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vitae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cum a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dui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massa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per, felis non amet.</w:t>
      </w:r>
    </w:p>
    <w:p w14:paraId="163285C2" w14:textId="77777777" w:rsidR="002A0BBC" w:rsidRPr="001A4E73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r w:rsidRPr="00DB4056">
        <w:rPr>
          <w:color w:val="000000"/>
          <w:sz w:val="24"/>
          <w:szCs w:val="24"/>
          <w:lang w:val="en-IN" w:eastAsia="en-IN"/>
        </w:rPr>
        <w:t xml:space="preserve">Auctor eleifend in omnis elit vestibulum, donec non elementum tellus est mauris, id aliquam, at lacus, arcu pretium proin lacus dolor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amet dignissim mauris vehicula.</w:t>
      </w:r>
    </w:p>
    <w:p w14:paraId="2B421142" w14:textId="77777777" w:rsidR="002A0BBC" w:rsidRPr="00D66DB2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1A4E73">
        <w:rPr>
          <w:color w:val="000000"/>
          <w:sz w:val="24"/>
          <w:szCs w:val="24"/>
          <w:lang w:val="fr-FR" w:eastAsia="en-IN"/>
        </w:rPr>
        <w:t xml:space="preserve">Lorem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209CEA25" w14:textId="77777777" w:rsidR="00D13240" w:rsidRPr="00D66DB2" w:rsidRDefault="002A0BBC" w:rsidP="000F64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color w:val="365F91"/>
          <w:sz w:val="28"/>
          <w:lang w:val="de-DE"/>
        </w:rPr>
      </w:pPr>
      <w:r w:rsidRPr="00D66DB2">
        <w:rPr>
          <w:color w:val="000000"/>
          <w:sz w:val="24"/>
          <w:szCs w:val="24"/>
          <w:lang w:val="de-DE" w:eastAsia="en-IN"/>
        </w:rPr>
        <w:t>Vestibulum duis integer diam mi libero f</w:t>
      </w:r>
      <w:r w:rsidR="003422F6" w:rsidRPr="00D66DB2">
        <w:rPr>
          <w:color w:val="000000"/>
          <w:sz w:val="24"/>
          <w:szCs w:val="24"/>
          <w:lang w:val="de-DE" w:eastAsia="en-IN"/>
        </w:rPr>
        <w:t xml:space="preserve">elis, sollicitudin id dictum </w:t>
      </w:r>
      <w:r w:rsidR="00DB4056" w:rsidRPr="00D66DB2">
        <w:rPr>
          <w:color w:val="000000"/>
          <w:sz w:val="24"/>
          <w:szCs w:val="24"/>
          <w:lang w:val="de-DE" w:eastAsia="en-IN"/>
        </w:rPr>
        <w:t>am blandit lacus, ac condimentu</w:t>
      </w:r>
      <w:r w:rsidRPr="00D66DB2">
        <w:rPr>
          <w:color w:val="000000"/>
          <w:sz w:val="24"/>
          <w:szCs w:val="24"/>
          <w:lang w:val="de-DE" w:eastAsia="en-IN"/>
        </w:rPr>
        <w:t xml:space="preserve"> magna dictumst interdum et,</w:t>
      </w:r>
      <w:r w:rsidR="00DB4056" w:rsidRPr="00D66DB2">
        <w:rPr>
          <w:color w:val="000000"/>
          <w:sz w:val="24"/>
          <w:szCs w:val="24"/>
          <w:lang w:val="de-DE" w:eastAsia="en-IN"/>
        </w:rPr>
        <w:t xml:space="preserve"> magna dictumst interdum.</w:t>
      </w:r>
      <w:r w:rsidR="00D13240" w:rsidRPr="00D66DB2">
        <w:rPr>
          <w:b/>
          <w:color w:val="365F91"/>
          <w:sz w:val="28"/>
          <w:lang w:val="de-DE"/>
        </w:rPr>
        <w:br w:type="page"/>
      </w:r>
    </w:p>
    <w:p w14:paraId="3ECF46C3" w14:textId="77777777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1"/>
            <w:commentRangeStart w:id="22"/>
            <w:commentRangeStart w:id="23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1"/>
            <w:r w:rsidR="006D04DC">
              <w:rPr>
                <w:rStyle w:val="CommentReference"/>
              </w:rPr>
              <w:commentReference w:id="21"/>
            </w:r>
            <w:commentRangeEnd w:id="22"/>
            <w:r w:rsidR="0094731B">
              <w:rPr>
                <w:rStyle w:val="CommentReference"/>
              </w:rPr>
              <w:commentReference w:id="22"/>
            </w:r>
            <w:commentRangeEnd w:id="23"/>
            <w:r w:rsidR="00AA0BF0">
              <w:rPr>
                <w:rStyle w:val="CommentReference"/>
              </w:rPr>
              <w:commentReference w:id="23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4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4"/>
            <w:r w:rsidR="006D04DC">
              <w:rPr>
                <w:rStyle w:val="CommentReference"/>
              </w:rPr>
              <w:commentReference w:id="24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6F91AA6B" w14:textId="77777777" w:rsidR="00317063" w:rsidRDefault="00317063" w:rsidP="000C25A3">
      <w:pPr>
        <w:pStyle w:val="t"/>
      </w:pPr>
    </w:p>
    <w:tbl>
      <w:tblPr>
        <w:tblW w:w="0" w:type="auto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9"/>
        <w:gridCol w:w="4571"/>
      </w:tblGrid>
      <w:tr w:rsidR="00317063" w:rsidRPr="00317063" w14:paraId="6863B8D1" w14:textId="77777777" w:rsidTr="00FB6C28">
        <w:trPr>
          <w:trHeight w:val="1070"/>
        </w:trPr>
        <w:tc>
          <w:tcPr>
            <w:tcW w:w="4569" w:type="dxa"/>
            <w:shd w:val="clear" w:color="auto" w:fill="auto"/>
            <w:vAlign w:val="center"/>
          </w:tcPr>
          <w:p w14:paraId="4243B186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  <w:lastRenderedPageBreak/>
              <w:t>Northwind Traders</w:t>
            </w:r>
          </w:p>
        </w:tc>
        <w:tc>
          <w:tcPr>
            <w:tcW w:w="4571" w:type="dxa"/>
            <w:shd w:val="clear" w:color="auto" w:fill="auto"/>
          </w:tcPr>
          <w:p w14:paraId="39FE35D3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000080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noProof/>
                <w:sz w:val="24"/>
                <w:szCs w:val="24"/>
              </w:rPr>
              <w:drawing>
                <wp:inline distT="0" distB="0" distL="0" distR="0" wp14:anchorId="265FF00A" wp14:editId="498864E8">
                  <wp:extent cx="1762125" cy="476250"/>
                  <wp:effectExtent l="0" t="0" r="9525" b="0"/>
                  <wp:docPr id="3" name="Picture 3" descr="Northwi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orthwi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502160">
                              <w:rPr>
                                <w:u w:val="words"/>
                                <w:lang w:val="it-IT"/>
                              </w:rPr>
                              <w:t>The Northwind sample database (Northwind.mdb) is included with all versions of Access. It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502160">
                              <w:rPr>
                                <w:u w:val="dashedHeavy"/>
                                <w:lang w:val="it-IT"/>
                              </w:rPr>
                              <w:t>provides data you can experiment with and database objects that demonstrate features you might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502160">
                              <w:rPr>
                                <w:u w:val="dashLong"/>
                                <w:lang w:val="it-IT"/>
                              </w:rPr>
                              <w:t>want to implement in your own databases. Using Northwind, you can become familiar with how a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502160">
                              <w:rPr>
                                <w:u w:val="dashLongHeavy"/>
                                <w:lang w:val="it-IT"/>
                              </w:rPr>
                              <w:t>relational database is structured and how the database objects work together to help you enter,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502160">
                              <w:rPr>
                                <w:u w:val="dashDotHeavy"/>
                                <w:lang w:val="it-IT"/>
                              </w:rPr>
                              <w:t>store, manipulate, and print your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093F7B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502160">
                        <w:rPr>
                          <w:u w:val="words"/>
                          <w:lang w:val="it-IT"/>
                        </w:rPr>
                        <w:t>The Northwind sample database (Northwind.mdb) is included with all versions of Access. It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502160">
                        <w:rPr>
                          <w:u w:val="dashedHeavy"/>
                          <w:lang w:val="it-IT"/>
                        </w:rPr>
                        <w:t>provides data you can experiment with and database objects that demonstrate features you might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502160">
                        <w:rPr>
                          <w:u w:val="dashLong"/>
                          <w:lang w:val="it-IT"/>
                        </w:rPr>
                        <w:t>want to implement in your own databases. Using Northwind, you can become familiar with how a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502160">
                        <w:rPr>
                          <w:u w:val="dashLongHeavy"/>
                          <w:lang w:val="it-IT"/>
                        </w:rPr>
                        <w:t>relational database is structured and how the database objects work together to help you enter,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502160">
                        <w:rPr>
                          <w:u w:val="dashDotHeavy"/>
                          <w:lang w:val="it-IT"/>
                        </w:rPr>
                        <w:t>store, manipulate, and print your data.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CC3DD" w14:textId="77777777" w:rsidR="00337F02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BE2BFD7" w14:textId="77777777" w:rsidR="00337F02" w:rsidRPr="00693CEA" w:rsidRDefault="00337F02" w:rsidP="00337F02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4E66AAE" w14:textId="77777777" w:rsidR="00337F02" w:rsidRPr="00D05AE6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FC5DDC" wp14:editId="61A9A88C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69E255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3325D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82741A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8213C7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EB2407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81C539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A79782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3B335B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679921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8725F4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C5DDC" id="Group 35" o:spid="_x0000_s1027" style="position:absolute;margin-left:45pt;margin-top:19.9pt;width:394pt;height:384pt;z-index:251661312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">
                <v:group id="Group 18" o:spid="_x0000_s1028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29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769E255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0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A3325D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1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2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282741A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3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B8213C7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4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5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EB2407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6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D81C539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7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8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CA79782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39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23B335B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0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1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F679921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2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18725F4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3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4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232FD89" w14:textId="77777777" w:rsidR="00D05AE6" w:rsidRPr="00D05AE6" w:rsidRDefault="00B87ED0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sectPr w:rsidR="00D05AE6" w:rsidRPr="00D05AE6" w:rsidSect="000F2B4F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Dharani Thangarasu" w:date="2021-09-13T18:16:00Z" w:initials="DT">
    <w:p w14:paraId="65FA8F62" w14:textId="26BC6150" w:rsidR="006D04DC" w:rsidRDefault="006D04DC">
      <w:pPr>
        <w:pStyle w:val="CommentText"/>
      </w:pPr>
      <w:r>
        <w:rPr>
          <w:rStyle w:val="CommentReference"/>
        </w:rPr>
        <w:annotationRef/>
      </w:r>
      <w:r>
        <w:t>Please add some more contents.</w:t>
      </w:r>
    </w:p>
  </w:comment>
  <w:comment w:id="1" w:author="Ramaraj Marimuthu" w:date="2021-09-14T10:59:00Z" w:initials="RM">
    <w:p w14:paraId="0F9AD5CA" w14:textId="3FA586BC" w:rsidR="00321D17" w:rsidRDefault="00321D17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8:16:00Z" w:initials="DT">
    <w:p w14:paraId="1C6537C3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  <w:p w14:paraId="7A1799F1" w14:textId="7218FAA5" w:rsidR="006D04DC" w:rsidRDefault="006D04DC">
      <w:pPr>
        <w:pStyle w:val="CommentText"/>
      </w:pPr>
    </w:p>
  </w:comment>
  <w:comment w:id="21" w:author="Dharani Thangarasu" w:date="2021-09-13T18:17:00Z" w:initials="DT">
    <w:p w14:paraId="4D4FF907" w14:textId="55445A16" w:rsidR="006D04DC" w:rsidRDefault="006D04DC">
      <w:pPr>
        <w:pStyle w:val="CommentText"/>
      </w:pPr>
      <w:r>
        <w:rPr>
          <w:rStyle w:val="CommentReference"/>
        </w:rPr>
        <w:annotationRef/>
      </w:r>
      <w:r>
        <w:t xml:space="preserve">Is this </w:t>
      </w:r>
      <w:proofErr w:type="gramStart"/>
      <w:r>
        <w:t>is</w:t>
      </w:r>
      <w:proofErr w:type="gramEnd"/>
      <w:r>
        <w:t xml:space="preserve"> the right company name?</w:t>
      </w:r>
    </w:p>
  </w:comment>
  <w:comment w:id="22" w:author="Ramaraj Marimuthu" w:date="2021-09-14T11:00:00Z" w:initials="RM">
    <w:p w14:paraId="4906125C" w14:textId="744F38A5" w:rsidR="0094731B" w:rsidRDefault="0094731B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3" w:author="Dharani Thangarasu" w:date="2021-09-14T13:01:00Z" w:initials="DT">
    <w:p w14:paraId="6214AA4C" w14:textId="51587F72" w:rsidR="00AA0BF0" w:rsidRDefault="00AA0BF0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4" w:author="Dharani Thangarasu" w:date="2021-09-13T18:17:00Z" w:initials="DT">
    <w:p w14:paraId="3EEBE041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7A06F6DA" w14:textId="77777777" w:rsidR="006D04DC" w:rsidRDefault="006D04DC" w:rsidP="006D04DC">
      <w:pPr>
        <w:pStyle w:val="CommentText"/>
      </w:pPr>
    </w:p>
    <w:p w14:paraId="7838EFD8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9-8 Sekimai Musashino-shi,</w:t>
      </w:r>
    </w:p>
    <w:p w14:paraId="3B562BFA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707 Oxford Rd,</w:t>
      </w:r>
    </w:p>
    <w:p w14:paraId="73E1EF0F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Kaloadagatan, Göteborg,</w:t>
      </w:r>
    </w:p>
    <w:p w14:paraId="3CF7A872" w14:textId="3D9CF91A" w:rsidR="006D04DC" w:rsidRDefault="006D04DC" w:rsidP="006D04DC">
      <w:pPr>
        <w:pStyle w:val="CommentText"/>
      </w:pPr>
      <w:r>
        <w:rPr>
          <w:noProof/>
          <w:sz w:val="22"/>
          <w:szCs w:val="22"/>
        </w:rPr>
        <w:t>Sweden.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5FA8F62" w15:done="0"/>
  <w15:commentEx w15:paraId="0F9AD5CA" w15:paraIdParent="65FA8F62" w15:done="0"/>
  <w15:commentEx w15:paraId="7A1799F1" w15:done="0"/>
  <w15:commentEx w15:paraId="4D4FF907" w15:done="0"/>
  <w15:commentEx w15:paraId="4906125C" w15:paraIdParent="4D4FF907" w15:done="0"/>
  <w15:commentEx w15:paraId="6214AA4C" w15:paraIdParent="4D4FF907" w15:done="0"/>
  <w15:commentEx w15:paraId="3CF7A8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EA1405" w16cex:dateUtc="2021-09-13T12:46:00Z"/>
  <w16cex:commentExtensible w16cex:durableId="24EAFF03" w16cex:dateUtc="2021-09-14T05:29:00Z"/>
  <w16cex:commentExtensible w16cex:durableId="24EA141B" w16cex:dateUtc="2021-09-13T12:46:00Z"/>
  <w16cex:commentExtensible w16cex:durableId="24EA1431" w16cex:dateUtc="2021-09-13T12:47:00Z"/>
  <w16cex:commentExtensible w16cex:durableId="24EAFF45" w16cex:dateUtc="2021-09-14T05:30:00Z"/>
  <w16cex:commentExtensible w16cex:durableId="24EB1BBF" w16cex:dateUtc="2021-09-14T07:31:00Z"/>
  <w16cex:commentExtensible w16cex:durableId="24EA1441" w16cex:dateUtc="2021-09-13T12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5FA8F62" w16cid:durableId="24EA1405"/>
  <w16cid:commentId w16cid:paraId="0F9AD5CA" w16cid:durableId="24EAFF03"/>
  <w16cid:commentId w16cid:paraId="7A1799F1" w16cid:durableId="24EA141B"/>
  <w16cid:commentId w16cid:paraId="4D4FF907" w16cid:durableId="24EA1431"/>
  <w16cid:commentId w16cid:paraId="4906125C" w16cid:durableId="24EAFF45"/>
  <w16cid:commentId w16cid:paraId="6214AA4C" w16cid:durableId="24EB1BBF"/>
  <w16cid:commentId w16cid:paraId="3CF7A872" w16cid:durableId="24EA14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C5333" w14:textId="77777777" w:rsidR="00B87ED0" w:rsidRDefault="00B87ED0">
      <w:r>
        <w:separator/>
      </w:r>
    </w:p>
  </w:endnote>
  <w:endnote w:type="continuationSeparator" w:id="0">
    <w:p w14:paraId="0F3C330F" w14:textId="77777777" w:rsidR="00B87ED0" w:rsidRDefault="00B87E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5AF1E9A-5A1E-45A8-97DD-8B36C21DC475}"/>
    <w:embedBold r:id="rId2" w:fontKey="{69B030C7-BEE1-4C74-B858-6448454A5D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19AF5F3-CE97-4B31-8AB5-FBD48C8B7E7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45DB8E76-033A-4D2B-BE9D-201F36B54261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26148D6-0BC3-4A86-9893-3496D022ABC7}"/>
    <w:embedItalic r:id="rId6" w:fontKey="{D6573524-D0C4-4777-8E2C-4121F0C1844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F3542" w14:textId="77777777" w:rsidR="00435804" w:rsidRDefault="004358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56F3A4" w14:textId="77777777" w:rsidR="00B87ED0" w:rsidRDefault="00B87ED0">
      <w:r>
        <w:separator/>
      </w:r>
    </w:p>
  </w:footnote>
  <w:footnote w:type="continuationSeparator" w:id="0">
    <w:p w14:paraId="523342AE" w14:textId="77777777" w:rsidR="00B87ED0" w:rsidRDefault="00B87E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25pt;height:11.25pt" o:bullet="t">
        <v:imagedata r:id="rId1" o:title="msoC511"/>
      </v:shape>
    </w:pic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5B4F"/>
    <w:rsid w:val="00027397"/>
    <w:rsid w:val="0004407A"/>
    <w:rsid w:val="0004698E"/>
    <w:rsid w:val="000513A1"/>
    <w:rsid w:val="00073FBF"/>
    <w:rsid w:val="000962B6"/>
    <w:rsid w:val="000A39C9"/>
    <w:rsid w:val="000C25A3"/>
    <w:rsid w:val="000D798A"/>
    <w:rsid w:val="000F2B4F"/>
    <w:rsid w:val="000F648B"/>
    <w:rsid w:val="00101322"/>
    <w:rsid w:val="00101BD8"/>
    <w:rsid w:val="00112978"/>
    <w:rsid w:val="00122820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7D00"/>
    <w:rsid w:val="00214E12"/>
    <w:rsid w:val="00234A92"/>
    <w:rsid w:val="002428C7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31324D"/>
    <w:rsid w:val="00317063"/>
    <w:rsid w:val="00321D17"/>
    <w:rsid w:val="00325919"/>
    <w:rsid w:val="00330D3E"/>
    <w:rsid w:val="00337F02"/>
    <w:rsid w:val="003422F6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2160"/>
    <w:rsid w:val="0050669F"/>
    <w:rsid w:val="00531BC2"/>
    <w:rsid w:val="00532553"/>
    <w:rsid w:val="005648E8"/>
    <w:rsid w:val="00570E25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53E1"/>
    <w:rsid w:val="006838B2"/>
    <w:rsid w:val="00683DC9"/>
    <w:rsid w:val="00687EC7"/>
    <w:rsid w:val="00693333"/>
    <w:rsid w:val="00693794"/>
    <w:rsid w:val="006A5DD2"/>
    <w:rsid w:val="006A6C0A"/>
    <w:rsid w:val="006A7945"/>
    <w:rsid w:val="006D04DC"/>
    <w:rsid w:val="006D1365"/>
    <w:rsid w:val="00700675"/>
    <w:rsid w:val="00717768"/>
    <w:rsid w:val="007228A6"/>
    <w:rsid w:val="007619F4"/>
    <w:rsid w:val="007857A5"/>
    <w:rsid w:val="0079301A"/>
    <w:rsid w:val="00795CB7"/>
    <w:rsid w:val="007A27EE"/>
    <w:rsid w:val="007A533D"/>
    <w:rsid w:val="007B5357"/>
    <w:rsid w:val="007D1045"/>
    <w:rsid w:val="007D3C19"/>
    <w:rsid w:val="007D5D3B"/>
    <w:rsid w:val="00810334"/>
    <w:rsid w:val="0086099C"/>
    <w:rsid w:val="00865A7F"/>
    <w:rsid w:val="008747EB"/>
    <w:rsid w:val="00881A9E"/>
    <w:rsid w:val="008A00D0"/>
    <w:rsid w:val="008A72FF"/>
    <w:rsid w:val="008B0D5A"/>
    <w:rsid w:val="008E7D62"/>
    <w:rsid w:val="0090318F"/>
    <w:rsid w:val="0091026C"/>
    <w:rsid w:val="00921B6C"/>
    <w:rsid w:val="0094731B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A0BF0"/>
    <w:rsid w:val="00AD42D8"/>
    <w:rsid w:val="00AF6E60"/>
    <w:rsid w:val="00B01BC5"/>
    <w:rsid w:val="00B2560C"/>
    <w:rsid w:val="00B307C0"/>
    <w:rsid w:val="00B74E2E"/>
    <w:rsid w:val="00B76316"/>
    <w:rsid w:val="00B87ED0"/>
    <w:rsid w:val="00B94A39"/>
    <w:rsid w:val="00BA3B07"/>
    <w:rsid w:val="00BA71B3"/>
    <w:rsid w:val="00BB341F"/>
    <w:rsid w:val="00BB671E"/>
    <w:rsid w:val="00BC0C77"/>
    <w:rsid w:val="00BD5572"/>
    <w:rsid w:val="00C40D6C"/>
    <w:rsid w:val="00C44CE0"/>
    <w:rsid w:val="00C56F3F"/>
    <w:rsid w:val="00C71D22"/>
    <w:rsid w:val="00C908C5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2035F"/>
    <w:rsid w:val="00D2349F"/>
    <w:rsid w:val="00D41B61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24059"/>
    <w:rsid w:val="00E70D95"/>
    <w:rsid w:val="00E840DF"/>
    <w:rsid w:val="00E94E0C"/>
    <w:rsid w:val="00E95424"/>
    <w:rsid w:val="00EC180F"/>
    <w:rsid w:val="00EC63CB"/>
    <w:rsid w:val="00ED1669"/>
    <w:rsid w:val="00F00003"/>
    <w:rsid w:val="00F174E9"/>
    <w:rsid w:val="00F206B8"/>
    <w:rsid w:val="00F22906"/>
    <w:rsid w:val="00F27D7C"/>
    <w:rsid w:val="00F4063C"/>
    <w:rsid w:val="00F41AD8"/>
    <w:rsid w:val="00F536DD"/>
    <w:rsid w:val="00FA50D7"/>
    <w:rsid w:val="00FB167C"/>
    <w:rsid w:val="00FB2E40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04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04D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04DC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04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04DC"/>
    <w:rPr>
      <w:rFonts w:ascii="Times New Roman" w:eastAsia="Times New Roman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D3506-1299-4036-8587-497283D6D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537</Words>
  <Characters>3061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Dharani Thangarasu</cp:lastModifiedBy>
  <cp:revision>8</cp:revision>
  <cp:lastPrinted>2017-03-30T12:57:00Z</cp:lastPrinted>
  <dcterms:created xsi:type="dcterms:W3CDTF">2021-02-23T09:32:00Z</dcterms:created>
  <dcterms:modified xsi:type="dcterms:W3CDTF">2021-09-14T07:33:00Z</dcterms:modified>
</cp:coreProperties>
</file>